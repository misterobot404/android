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21896" w:rsidRPr="00821896" w:rsidRDefault="00821896" w:rsidP="00821896">
      <w:pPr>
        <w:shd w:val="clear" w:color="auto" w:fill="FFFFFF"/>
        <w:spacing w:before="360" w:after="360"/>
        <w:outlineLvl w:val="0"/>
        <w:rPr>
          <w:rFonts w:ascii="Roboto" w:eastAsia="Times New Roman" w:hAnsi="Roboto" w:cs="Times New Roman"/>
          <w:color w:val="8A6D3B"/>
          <w:spacing w:val="-5"/>
          <w:kern w:val="36"/>
          <w:sz w:val="84"/>
          <w:szCs w:val="84"/>
          <w:lang w:eastAsia="ru-RU"/>
        </w:rPr>
      </w:pPr>
      <w:proofErr w:type="spellStart"/>
      <w:r w:rsidRPr="00821896">
        <w:rPr>
          <w:rFonts w:ascii="Roboto" w:eastAsia="Times New Roman" w:hAnsi="Roboto" w:cs="Times New Roman"/>
          <w:color w:val="8A6D3B"/>
          <w:spacing w:val="-5"/>
          <w:kern w:val="36"/>
          <w:sz w:val="84"/>
          <w:szCs w:val="84"/>
          <w:lang w:eastAsia="ru-RU"/>
        </w:rPr>
        <w:t>ConstraintLayout</w:t>
      </w:r>
      <w:proofErr w:type="spellEnd"/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Новый макет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ConstraintLayout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 появился в 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Android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Studio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2.2 и доступен для устройств с версии 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Android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2.3. Его можно найти в разделе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Layouts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 Гугл очень расхваливает данный макет и советует всем переходить на него и даже создал специальный конвертер для этой задачи.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Upd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. В 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Android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Studio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2.3 в шаблонах по умолчанию теперь используется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ConstraintLayout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, поэтому часть текста в статье можно пропустить.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del w:id="0" w:author="Unknown"/>
          <w:rFonts w:ascii="Helvetica" w:eastAsia="Times New Roman" w:hAnsi="Helvetica" w:cs="Helvetica"/>
          <w:color w:val="333333"/>
          <w:sz w:val="21"/>
          <w:szCs w:val="21"/>
          <w:shd w:val="clear" w:color="auto" w:fill="FFFFFF"/>
          <w:lang w:eastAsia="ru-RU"/>
        </w:rPr>
      </w:pPr>
      <w:del w:id="1" w:author="Unknown">
        <w:r w:rsidRPr="00821896">
          <w:rPr>
            <w:rFonts w:ascii="Helvetica" w:eastAsia="Times New Roman" w:hAnsi="Helvetica" w:cs="Helvetica"/>
            <w:color w:val="333333"/>
            <w:sz w:val="21"/>
            <w:szCs w:val="21"/>
            <w:shd w:val="clear" w:color="auto" w:fill="FFFFFF"/>
            <w:lang w:eastAsia="ru-RU"/>
          </w:rPr>
          <w:delText>Создайте обычный проект </w:delText>
        </w:r>
        <w:r w:rsidRPr="00821896">
          <w:rPr>
            <w:rFonts w:ascii="Helvetica" w:eastAsia="Times New Roman" w:hAnsi="Helvetica" w:cs="Helvetica"/>
            <w:b/>
            <w:bCs/>
            <w:color w:val="333333"/>
            <w:sz w:val="21"/>
            <w:szCs w:val="21"/>
            <w:shd w:val="clear" w:color="auto" w:fill="FFFFFF"/>
            <w:lang w:eastAsia="ru-RU"/>
          </w:rPr>
          <w:delText>Hello World</w:delText>
        </w:r>
        <w:r w:rsidRPr="00821896">
          <w:rPr>
            <w:rFonts w:ascii="Helvetica" w:eastAsia="Times New Roman" w:hAnsi="Helvetica" w:cs="Helvetica"/>
            <w:color w:val="333333"/>
            <w:sz w:val="21"/>
            <w:szCs w:val="21"/>
            <w:shd w:val="clear" w:color="auto" w:fill="FFFFFF"/>
            <w:lang w:eastAsia="ru-RU"/>
          </w:rPr>
          <w:delText>. По умолчанию в стандартном проекте используется </w:delText>
        </w:r>
        <w:r w:rsidRPr="00821896">
          <w:rPr>
            <w:rFonts w:ascii="Helvetica" w:eastAsia="Times New Roman" w:hAnsi="Helvetica" w:cs="Helvetica"/>
            <w:b/>
            <w:bCs/>
            <w:color w:val="333333"/>
            <w:sz w:val="21"/>
            <w:szCs w:val="21"/>
            <w:shd w:val="clear" w:color="auto" w:fill="FFFFFF"/>
            <w:lang w:eastAsia="ru-RU"/>
          </w:rPr>
          <w:delText>RelativeLayout</w:delText>
        </w:r>
        <w:r w:rsidRPr="00821896">
          <w:rPr>
            <w:rFonts w:ascii="Helvetica" w:eastAsia="Times New Roman" w:hAnsi="Helvetica" w:cs="Helvetica"/>
            <w:color w:val="333333"/>
            <w:sz w:val="21"/>
            <w:szCs w:val="21"/>
            <w:shd w:val="clear" w:color="auto" w:fill="FFFFFF"/>
            <w:lang w:eastAsia="ru-RU"/>
          </w:rPr>
          <w:delText> в качестве корневого элемента.</w:delText>
        </w:r>
      </w:del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del w:id="2" w:author="Unknown"/>
          <w:rFonts w:ascii="Helvetica" w:eastAsia="Times New Roman" w:hAnsi="Helvetica" w:cs="Helvetica"/>
          <w:color w:val="333333"/>
          <w:sz w:val="21"/>
          <w:szCs w:val="21"/>
          <w:shd w:val="clear" w:color="auto" w:fill="FFFFFF"/>
          <w:lang w:eastAsia="ru-RU"/>
        </w:rPr>
      </w:pPr>
      <w:del w:id="3" w:author="Unknown">
        <w:r w:rsidRPr="00821896">
          <w:rPr>
            <w:rFonts w:ascii="Helvetica" w:eastAsia="Times New Roman" w:hAnsi="Helvetica" w:cs="Helvetica"/>
            <w:color w:val="333333"/>
            <w:sz w:val="21"/>
            <w:szCs w:val="21"/>
            <w:shd w:val="clear" w:color="auto" w:fill="FFFFFF"/>
            <w:lang w:eastAsia="ru-RU"/>
          </w:rPr>
          <w:delText>Откройте разметку экрана в режиме дизайна. В окне </w:delText>
        </w:r>
        <w:r w:rsidRPr="00821896">
          <w:rPr>
            <w:rFonts w:ascii="Helvetica" w:eastAsia="Times New Roman" w:hAnsi="Helvetica" w:cs="Helvetica"/>
            <w:b/>
            <w:bCs/>
            <w:color w:val="333333"/>
            <w:sz w:val="21"/>
            <w:szCs w:val="21"/>
            <w:shd w:val="clear" w:color="auto" w:fill="FFFFFF"/>
            <w:lang w:eastAsia="ru-RU"/>
          </w:rPr>
          <w:delText>Component Tree</w:delText>
        </w:r>
        <w:r w:rsidRPr="00821896">
          <w:rPr>
            <w:rFonts w:ascii="Helvetica" w:eastAsia="Times New Roman" w:hAnsi="Helvetica" w:cs="Helvetica"/>
            <w:color w:val="333333"/>
            <w:sz w:val="21"/>
            <w:szCs w:val="21"/>
            <w:shd w:val="clear" w:color="auto" w:fill="FFFFFF"/>
            <w:lang w:eastAsia="ru-RU"/>
          </w:rPr>
          <w:delText> щёлкните правой кнопкой на корневом элементе (у нас это будет </w:delText>
        </w:r>
        <w:r w:rsidRPr="00821896">
          <w:rPr>
            <w:rFonts w:ascii="Helvetica" w:eastAsia="Times New Roman" w:hAnsi="Helvetica" w:cs="Helvetica"/>
            <w:b/>
            <w:bCs/>
            <w:color w:val="333333"/>
            <w:sz w:val="21"/>
            <w:szCs w:val="21"/>
            <w:shd w:val="clear" w:color="auto" w:fill="FFFFFF"/>
            <w:lang w:eastAsia="ru-RU"/>
          </w:rPr>
          <w:delText>RelativeLayout</w:delText>
        </w:r>
        <w:r w:rsidRPr="00821896">
          <w:rPr>
            <w:rFonts w:ascii="Helvetica" w:eastAsia="Times New Roman" w:hAnsi="Helvetica" w:cs="Helvetica"/>
            <w:color w:val="333333"/>
            <w:sz w:val="21"/>
            <w:szCs w:val="21"/>
            <w:shd w:val="clear" w:color="auto" w:fill="FFFFFF"/>
            <w:lang w:eastAsia="ru-RU"/>
          </w:rPr>
          <w:delText>) и выберите команду </w:delText>
        </w:r>
        <w:r w:rsidRPr="00821896">
          <w:rPr>
            <w:rFonts w:ascii="Helvetica" w:eastAsia="Times New Roman" w:hAnsi="Helvetica" w:cs="Helvetica"/>
            <w:b/>
            <w:bCs/>
            <w:color w:val="333333"/>
            <w:sz w:val="21"/>
            <w:szCs w:val="21"/>
            <w:shd w:val="clear" w:color="auto" w:fill="FFFFFF"/>
            <w:lang w:eastAsia="ru-RU"/>
          </w:rPr>
          <w:delText>Convert layout to ConstraintLayout</w:delText>
        </w:r>
        <w:r w:rsidRPr="00821896">
          <w:rPr>
            <w:rFonts w:ascii="Helvetica" w:eastAsia="Times New Roman" w:hAnsi="Helvetica" w:cs="Helvetica"/>
            <w:color w:val="333333"/>
            <w:sz w:val="21"/>
            <w:szCs w:val="21"/>
            <w:shd w:val="clear" w:color="auto" w:fill="FFFFFF"/>
            <w:lang w:eastAsia="ru-RU"/>
          </w:rPr>
          <w:delText>. Новый макет является отдельной библиотекой, который по умолчанию не включён в проект. Поэтому сначала появятся диалоговые окна. Не обращаем на них внимания и щёлкаем </w:delText>
        </w:r>
        <w:r w:rsidRPr="00821896">
          <w:rPr>
            <w:rFonts w:ascii="Helvetica" w:eastAsia="Times New Roman" w:hAnsi="Helvetica" w:cs="Helvetica"/>
            <w:b/>
            <w:bCs/>
            <w:color w:val="333333"/>
            <w:sz w:val="21"/>
            <w:szCs w:val="21"/>
            <w:shd w:val="clear" w:color="auto" w:fill="FFFFFF"/>
            <w:lang w:eastAsia="ru-RU"/>
          </w:rPr>
          <w:delText>OK</w:delText>
        </w:r>
      </w:del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4D412D00" wp14:editId="68D64891">
            <wp:extent cx="4763770" cy="3030855"/>
            <wp:effectExtent l="0" t="0" r="0" b="0"/>
            <wp:docPr id="1" name="Рисунок 1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3770" cy="3030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586834DC" wp14:editId="503D0B95">
            <wp:extent cx="3528060" cy="1496060"/>
            <wp:effectExtent l="0" t="0" r="0" b="8890"/>
            <wp:docPr id="2" name="Рисунок 2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49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В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build.gradle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модуля прописывается ссылка на библиотеку.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compile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'com.android.support.constraint:constraint-layout:1.0.2'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Если вы будете создавать макет с нуля и выберите данный макет для экрана с панели инструментов, то вам также предложат установить библиотеку.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lastRenderedPageBreak/>
        <w:t>ConstraintLayout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является наследником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ViewGroup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и местами похож на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RelativeLayout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, но более продвинут. Код разметки в XML-представлении: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&lt;?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xml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version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="1.0" 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encoding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="utf-8"?&gt;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&lt;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android.support.constraint.ConstraintLayout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xmlns:android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="http://schemas.android.com/apk/res/android"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   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xmlns:app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="http://schemas.android.com/apk/res-auto"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   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xmlns:tools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="http://schemas.android.com/tools"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android:id</w:t>
      </w:r>
      <w:proofErr w:type="spellEnd"/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="@+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id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/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activity_main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layout_width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match_parent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layout_height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match_parent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tools: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context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="ru.alexanderklimov.as22.MainActivity"&gt;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&lt;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TextView</w:t>
      </w:r>
      <w:proofErr w:type="spellEnd"/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android:id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="@+id/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textView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layout_width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wrap_content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layout_height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wrap_content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layout_marginTop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="16dp"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text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="Hello World!"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app: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layout_constraintLeft_toLeftOf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="parent"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app: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layout_constraintRight_toRightOf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="parent"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app: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layout_constraintTop_toTopOf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="parent"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tools: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layout_constraintLeft_creator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="1"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tools: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layout_constraintRight_creator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="1" /&gt;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&lt;/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android.support.constraint.ConstraintLayout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  <w:t>&gt;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Управление компонентами внутри данного контейнера достаточно сильно отличается от старого взаимодействия. Придётся всем переучиваться.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При его использовании нет смысла использовать XML-представление, только в режиме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Design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, когда вы можете подвигать все компоненты в визуальном редакторе.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Рассмотрим отдельные элементы, которые используются для редактирования макета. Переключитесь в режим </w:t>
      </w:r>
      <w:proofErr w:type="spellStart"/>
      <w:proofErr w:type="gram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Blueprint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</w:t>
      </w: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30C0D049" wp14:editId="3A1D12BA">
            <wp:extent cx="152400" cy="152400"/>
            <wp:effectExtent l="0" t="0" r="0" b="0"/>
            <wp:docPr id="3" name="Рисунок 3" descr="http://developer.alexanderklimov.ru/android/layout/bluepri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developer.alexanderklimov.ru/android/layout/blueprin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400" cy="15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,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чтобы ничего нас не отвлекало от работы.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Так выглядит выбранный компонент.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lastRenderedPageBreak/>
        <w:drawing>
          <wp:inline distT="0" distB="0" distL="0" distR="0" wp14:anchorId="70035DBA" wp14:editId="4691C0DD">
            <wp:extent cx="3810000" cy="1811655"/>
            <wp:effectExtent l="0" t="0" r="0" b="0"/>
            <wp:docPr id="4" name="Рисунок 4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Квадратные опорные точки в углах компонента позволяют изменять его размеры. Круглые опорные точки по краям позволяют управлять отступами от краёв экрана и других компонентов.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Продолговатый закругленный прямоугольник указывает на базовую линию текста. Пригодится при выравнивании по базовой линии другого компонента.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4C2FA746" wp14:editId="2AE6C678">
            <wp:extent cx="5712460" cy="2156460"/>
            <wp:effectExtent l="0" t="0" r="2540" b="0"/>
            <wp:docPr id="5" name="Рисунок 5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Также можно увидеть зигзагообразные направляющие-пружинки, которые нужны для особых случаев. Если провести мышкой над опорной точкой пружинки, она красиво активируется. Последующий щелчок удаляет пружинку. Если компонент удерживался двумя пружинками сверху и снизу, то удаление одной из них притянет компонент к верхней или нижней части экрана. Лучше самостоятельно проверить у себя, так как словами трудно описать.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Пружинки также можно легко восстановить, если щёлкнуть по круглой опорной точке и потянуть её к краю экрана.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Наверху на панели инструментов можно активировать автоматический режим размещения компонентов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Autoconnect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 в виде </w:t>
      </w:r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магнита </w:t>
      </w: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5B310843" wp14:editId="57BCDF0C">
            <wp:extent cx="226060" cy="163830"/>
            <wp:effectExtent l="0" t="0" r="2540" b="7620"/>
            <wp:docPr id="6" name="Рисунок 6" descr="http://developer.alexanderklimov.ru/android/layout/constraintlayout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://developer.alexanderklimov.ru/android/layout/constraintlayout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В этом случае вы просто бросаете на экран нужный компонент, а далее студия сама пытается найти нужные параметры для него. Всё это происходит с красивой анимацией. Естественно, вы можете всё переиграть и поставить в нужную позицию.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lastRenderedPageBreak/>
        <w:t>На той же панели есть инструмент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Infern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 xml:space="preserve"> 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Constraints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 в виде пары </w:t>
      </w:r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звёздочек </w:t>
      </w: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0316D865" wp14:editId="62AA9B12">
            <wp:extent cx="287655" cy="276860"/>
            <wp:effectExtent l="0" t="0" r="0" b="8890"/>
            <wp:docPr id="7" name="Рисунок 7" descr="http://developer.alexanderklimov.ru/android/layout/constraintlayou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://developer.alexanderklimov.ru/android/layout/constraintlayout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" cy="27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Действует как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Autoconnect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, только работает не с одним компонентом, редактируемым в данный момент, а со всем макетом сразу, используя математические расчёты, чтобы определить, какие компоненты нужно привязать к другим, исходя из их местоположения на экране.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Теперь рассмотрим настройки в панели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Properties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1E785D4E" wp14:editId="7B07A7B9">
            <wp:extent cx="3104515" cy="4554855"/>
            <wp:effectExtent l="0" t="0" r="635" b="0"/>
            <wp:docPr id="8" name="Рисунок 8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4515" cy="455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Набор из трёх </w:t>
      </w:r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стрелок </w:t>
      </w: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0AA03F2D" wp14:editId="2E9BEA6C">
            <wp:extent cx="293370" cy="113030"/>
            <wp:effectExtent l="0" t="0" r="0" b="1270"/>
            <wp:docPr id="9" name="Рисунок 9" descr="http://developer.alexanderklimov.ru/android/layout/constraintlayou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://developer.alexanderklimov.ru/android/layout/constraintlayout7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" cy="11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внутри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квадрата означают атрибут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wrap_content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 Если вы измените этот атрибут с помощью выпадающего списка или вручную напишите размер в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dp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, то увидите, что стрелки заменятся на прямые (фиксированный </w:t>
      </w:r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размер </w:t>
      </w: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40A4508E" wp14:editId="5978DC44">
            <wp:extent cx="287655" cy="113030"/>
            <wp:effectExtent l="0" t="0" r="0" b="1270"/>
            <wp:docPr id="10" name="Рисунок 10" descr="http://developer.alexanderklimov.ru/android/layout/constraintlayou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://developer.alexanderklimov.ru/android/layout/constraintlayout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" cy="11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)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или зигзаги (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any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 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size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</w:t>
      </w: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7AB31BB1" wp14:editId="4B2F2DBF">
            <wp:extent cx="265430" cy="113030"/>
            <wp:effectExtent l="0" t="0" r="1270" b="1270"/>
            <wp:docPr id="11" name="Рисунок 11" descr="http://developer.alexanderklimov.ru/android/layout/constraintlayout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developer.alexanderklimov.ru/android/layout/constraintlayout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" cy="11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, который является приблизительным аналогом атрибута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match_parent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).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По бокам квадрата имеются числа. Если подвести к ним мышку, то появится выпадающий список с определёнными значениями: 0, 8, 16, 24, 32. Они отвечают за атрибут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margin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(отступы).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lastRenderedPageBreak/>
        <w:drawing>
          <wp:inline distT="0" distB="0" distL="0" distR="0" wp14:anchorId="443A59C6" wp14:editId="761A4085">
            <wp:extent cx="3048000" cy="2573655"/>
            <wp:effectExtent l="0" t="0" r="0" b="0"/>
            <wp:docPr id="12" name="Рисунок 12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По бокам можно увидеть также ползунки с числами в кружочке. В примере виден только горизонтальный ползунок, при других настройках увидите и вертикальный. С их помощью можно центрировать компонент относительно экрана и других объектов.</w:t>
      </w:r>
    </w:p>
    <w:p w:rsidR="00821896" w:rsidRPr="00821896" w:rsidRDefault="00821896" w:rsidP="00821896">
      <w:pPr>
        <w:shd w:val="clear" w:color="auto" w:fill="FFFFFF"/>
        <w:spacing w:before="360" w:after="360" w:line="720" w:lineRule="atLeast"/>
        <w:outlineLvl w:val="1"/>
        <w:rPr>
          <w:rFonts w:ascii="Roboto" w:eastAsia="Times New Roman" w:hAnsi="Roboto" w:cs="Times New Roman"/>
          <w:color w:val="8A6D3B"/>
          <w:sz w:val="68"/>
          <w:szCs w:val="68"/>
          <w:lang w:eastAsia="ru-RU"/>
        </w:rPr>
      </w:pPr>
      <w:proofErr w:type="spellStart"/>
      <w:r w:rsidRPr="00821896">
        <w:rPr>
          <w:rFonts w:ascii="Roboto" w:eastAsia="Times New Roman" w:hAnsi="Roboto" w:cs="Times New Roman"/>
          <w:color w:val="8A6D3B"/>
          <w:sz w:val="68"/>
          <w:szCs w:val="68"/>
          <w:lang w:eastAsia="ru-RU"/>
        </w:rPr>
        <w:t>GuideLine</w:t>
      </w:r>
      <w:proofErr w:type="spellEnd"/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На панели инструментов также имеется значок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GuideLines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с двумя опциями: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Add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 xml:space="preserve"> 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Vertical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 xml:space="preserve"> 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GuideLine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и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Add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 xml:space="preserve"> 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Horizontal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 xml:space="preserve"> 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GuideLine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 Если ими воспользоваться, то в XML-файле появятся такие строчки: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eastAsia="ru-RU"/>
        </w:rPr>
      </w:pP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&lt;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android.support.constraint.Guideline</w:t>
      </w:r>
      <w:proofErr w:type="spellEnd"/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layout_width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wrap_content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layout_height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wrap_content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android:id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="@+id/guideline"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android: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orientation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="vertical"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app: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layout_constraintGuide_begin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="72dp"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tools: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layout_editor_absoluteY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="0dp"</w:t>
      </w:r>
    </w:p>
    <w:p w:rsidR="00821896" w:rsidRPr="00821896" w:rsidRDefault="00821896" w:rsidP="00821896">
      <w:pPr>
        <w:pBdr>
          <w:top w:val="single" w:sz="6" w:space="7" w:color="CCCCCC"/>
          <w:left w:val="single" w:sz="6" w:space="7" w:color="CCCCCC"/>
          <w:bottom w:val="single" w:sz="6" w:space="7" w:color="CCCCCC"/>
          <w:right w:val="single" w:sz="6" w:space="7" w:color="CCCCCC"/>
        </w:pBdr>
        <w:shd w:val="clear" w:color="auto" w:fill="F5F5F5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150"/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</w:pPr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 xml:space="preserve">    </w:t>
      </w:r>
      <w:proofErr w:type="spellStart"/>
      <w:proofErr w:type="gramStart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tools:</w:t>
      </w:r>
      <w:proofErr w:type="gram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layout_editor_absoluteX</w:t>
      </w:r>
      <w:proofErr w:type="spellEnd"/>
      <w:r w:rsidRPr="00821896">
        <w:rPr>
          <w:rFonts w:ascii="Consolas" w:eastAsia="Times New Roman" w:hAnsi="Consolas" w:cs="Consolas"/>
          <w:color w:val="333333"/>
          <w:sz w:val="20"/>
          <w:szCs w:val="20"/>
          <w:lang w:val="en-US" w:eastAsia="ru-RU"/>
        </w:rPr>
        <w:t>="72dp" /&gt;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По сути, это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, размер которого 0, что соответствует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View.GONE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 На этапе разработки мы видим только полоски, а во время работы приложения ничего не видим. Данные элементы помогают разместить компоненты аккуратно относительно линии.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Не всегда с помощью визуального редактора можно добиться нужного результата, тогда нужно переключиться в XML-режим. Один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  <w:t xml:space="preserve"> 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из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  <w:t xml:space="preserve"> 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таких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  <w:t xml:space="preserve"> 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случаев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  <w:t xml:space="preserve"> 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описан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  <w:t xml:space="preserve"> 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в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  <w:t xml:space="preserve"> 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статье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  <w:t> </w:t>
      </w:r>
      <w:hyperlink r:id="rId17" w:history="1">
        <w:r w:rsidRPr="00821896">
          <w:rPr>
            <w:rFonts w:ascii="Helvetica" w:eastAsia="Times New Roman" w:hAnsi="Helvetica" w:cs="Helvetica"/>
            <w:color w:val="40C4FF"/>
            <w:sz w:val="21"/>
            <w:szCs w:val="21"/>
            <w:lang w:val="en-US" w:eastAsia="ru-RU"/>
          </w:rPr>
          <w:t>Square Island: Constraint Layout: Icon Label Text</w:t>
        </w:r>
      </w:hyperlink>
      <w:r w:rsidRPr="00821896"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  <w:t>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lastRenderedPageBreak/>
        <w:t>Если есть желание работать через XML, то следует запомнить очень много атрибутов, например, для выравнивания относительно друг друга: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_constraintStart_toStartOf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_constraintLeft_toLeftOf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_constraintEnd_toEndOf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_constraintRight_toRightOf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_constraintTop_toTopOf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_constraintBaseline_toBaselineOf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_constraintBottom_toBottomOf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_constraintStart_toEndOf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_constraintLeft_toRightOf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_constraintEnd_toStartOf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_constraintRight_toLeftOf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_constraintTop_toBottomOf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_constraintBottom_toTopOf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="@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id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/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view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"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Атрибут </w:t>
      </w:r>
      <w:proofErr w:type="spellStart"/>
      <w:proofErr w:type="gram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_constraintHorizontal_bias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 xml:space="preserve"> используется </w:t>
      </w:r>
      <w:proofErr w:type="spellStart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float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-значения от 0 до 1, для выравнивания по оси.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Атрибут </w:t>
      </w:r>
      <w:proofErr w:type="spellStart"/>
      <w:proofErr w:type="gram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_constraintDimensionRatio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="4:3"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 указывает, что нужно использовать данные пропорции по высоте и ширине для данного компонента. Также встречается модификация атрибута </w:t>
      </w:r>
      <w:proofErr w:type="spellStart"/>
      <w:proofErr w:type="gram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app:layout</w:t>
      </w:r>
      <w:proofErr w:type="gram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_constraintDimensionRatio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="H, 1:1"</w:t>
      </w: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</w:t>
      </w:r>
    </w:p>
    <w:p w:rsidR="00821896" w:rsidRPr="00821896" w:rsidRDefault="00821896" w:rsidP="00821896">
      <w:pPr>
        <w:shd w:val="clear" w:color="auto" w:fill="FFFFFF"/>
        <w:spacing w:before="360" w:after="360" w:line="720" w:lineRule="atLeast"/>
        <w:outlineLvl w:val="1"/>
        <w:rPr>
          <w:rFonts w:ascii="Roboto" w:eastAsia="Times New Roman" w:hAnsi="Roboto" w:cs="Times New Roman"/>
          <w:color w:val="8A6D3B"/>
          <w:sz w:val="68"/>
          <w:szCs w:val="68"/>
          <w:lang w:eastAsia="ru-RU"/>
        </w:rPr>
      </w:pPr>
      <w:proofErr w:type="spellStart"/>
      <w:r w:rsidRPr="00821896">
        <w:rPr>
          <w:rFonts w:ascii="Roboto" w:eastAsia="Times New Roman" w:hAnsi="Roboto" w:cs="Times New Roman"/>
          <w:color w:val="8A6D3B"/>
          <w:sz w:val="68"/>
          <w:szCs w:val="68"/>
          <w:lang w:eastAsia="ru-RU"/>
        </w:rPr>
        <w:t>Chains</w:t>
      </w:r>
      <w:proofErr w:type="spellEnd"/>
      <w:r w:rsidRPr="00821896">
        <w:rPr>
          <w:rFonts w:ascii="Roboto" w:eastAsia="Times New Roman" w:hAnsi="Roboto" w:cs="Times New Roman"/>
          <w:color w:val="8A6D3B"/>
          <w:sz w:val="68"/>
          <w:szCs w:val="68"/>
          <w:lang w:eastAsia="ru-RU"/>
        </w:rPr>
        <w:t xml:space="preserve"> - Скованные одной цепью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Несколько элементов можно сковать одной цепью. Допустим, у нас есть три кнопки. Выделяем их и через контекстное меню выбираем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Center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 xml:space="preserve"> 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Horizontally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 Снизу у выбранных компонентов появится символ цепи, а между ними будут нарисована связь в виде цепей. Если последовательно щёлкать по значку цепи, то увидите, как кнопки будут центрироваться с разными стилями - равномерно между собой и краями экрана, сбившись в одну кучку в центре или крайние прижмутся к краям, а центральная кнопка будет по центру. Аналогично это работает и для выравнивания по вертикали.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lastRenderedPageBreak/>
        <w:drawing>
          <wp:inline distT="0" distB="0" distL="0" distR="0" wp14:anchorId="0D92E02B" wp14:editId="3C1FD2BD">
            <wp:extent cx="5712460" cy="3905885"/>
            <wp:effectExtent l="0" t="0" r="2540" b="0"/>
            <wp:docPr id="13" name="Рисунок 13" descr="https://img-fotki.yandex.ru/get/59613/27875755.27/0_b0a20_6a24f8a4_or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mg-fotki.yandex.ru/get/59613/27875755.27/0_b0a20_6a24f8a4_ori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56AE7FED" wp14:editId="6426E58A">
            <wp:extent cx="5712460" cy="3905885"/>
            <wp:effectExtent l="0" t="0" r="2540" b="0"/>
            <wp:docPr id="14" name="Рисунок 14" descr="https://img-fotki.yandex.ru/get/174613/27875755.27/0_b0a1f_e4ca3dab_ori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mg-fotki.yandex.ru/get/174613/27875755.27/0_b0a1f_e4ca3dab_ori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За цепи отвечают стили.</w:t>
      </w:r>
    </w:p>
    <w:p w:rsidR="00821896" w:rsidRPr="00821896" w:rsidRDefault="00821896" w:rsidP="0082189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</w:pP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app:layout_constraintHorizontal_chainStyle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="spread"</w:t>
      </w:r>
    </w:p>
    <w:p w:rsidR="00821896" w:rsidRPr="00821896" w:rsidRDefault="00821896" w:rsidP="0082189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</w:pP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app:layout_constraintVertical_chainStyle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="spread"</w:t>
      </w:r>
    </w:p>
    <w:p w:rsidR="00821896" w:rsidRPr="00821896" w:rsidRDefault="00821896" w:rsidP="0082189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</w:pP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app:layout_constraintHorizontal_chainStyle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="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spread_inside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"</w:t>
      </w:r>
    </w:p>
    <w:p w:rsidR="00821896" w:rsidRPr="00821896" w:rsidRDefault="00821896" w:rsidP="0082189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</w:pP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lastRenderedPageBreak/>
        <w:t>app:layout_constraintVertical_chainStyle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="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spread_inside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"</w:t>
      </w:r>
    </w:p>
    <w:p w:rsidR="00821896" w:rsidRPr="00821896" w:rsidRDefault="00821896" w:rsidP="0082189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</w:pP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app:layout_constraintHorizontal_chainStyle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="packed"</w:t>
      </w:r>
    </w:p>
    <w:p w:rsidR="00821896" w:rsidRPr="00821896" w:rsidRDefault="00821896" w:rsidP="00821896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</w:pP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app:layout_constraintVertical_chainStyle</w:t>
      </w:r>
      <w:proofErr w:type="spell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val="en-US" w:eastAsia="ru-RU"/>
        </w:rPr>
        <w:t>="packed"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Также можно присвоить кнопкам вес, когда одна кнопка может быть больше остальных, это поведение знакомо по </w:t>
      </w:r>
      <w:proofErr w:type="spell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LinearLayout</w:t>
      </w:r>
      <w:proofErr w:type="spellEnd"/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. Для этих целей используются атрибуты</w:t>
      </w:r>
    </w:p>
    <w:p w:rsidR="00821896" w:rsidRPr="00821896" w:rsidRDefault="00821896" w:rsidP="0082189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layout</w:t>
      </w:r>
      <w:proofErr w:type="gram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_constraintHorizontal_weight</w:t>
      </w:r>
      <w:proofErr w:type="spellEnd"/>
    </w:p>
    <w:p w:rsidR="00821896" w:rsidRPr="00821896" w:rsidRDefault="00821896" w:rsidP="00821896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proofErr w:type="spellStart"/>
      <w:proofErr w:type="gramStart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layout</w:t>
      </w:r>
      <w:proofErr w:type="gramEnd"/>
      <w:r w:rsidRPr="00821896">
        <w:rPr>
          <w:rFonts w:ascii="Helvetica" w:eastAsia="Times New Roman" w:hAnsi="Helvetica" w:cs="Helvetica"/>
          <w:b/>
          <w:bCs/>
          <w:color w:val="333333"/>
          <w:sz w:val="21"/>
          <w:szCs w:val="21"/>
          <w:lang w:eastAsia="ru-RU"/>
        </w:rPr>
        <w:t>_constraintVertical_weight</w:t>
      </w:r>
      <w:proofErr w:type="spellEnd"/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  <w:t>На рисунке этот вариант представлен в третьем примере.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eastAsia="ru-RU"/>
        </w:rPr>
      </w:pPr>
      <w:r w:rsidRPr="00821896">
        <w:rPr>
          <w:rFonts w:ascii="Helvetica" w:eastAsia="Times New Roman" w:hAnsi="Helvetica" w:cs="Helvetica"/>
          <w:noProof/>
          <w:color w:val="333333"/>
          <w:sz w:val="21"/>
          <w:szCs w:val="21"/>
          <w:lang w:eastAsia="ru-RU"/>
        </w:rPr>
        <w:drawing>
          <wp:inline distT="0" distB="0" distL="0" distR="0" wp14:anchorId="7F6E8AAC" wp14:editId="0537259B">
            <wp:extent cx="4712970" cy="3669030"/>
            <wp:effectExtent l="0" t="0" r="0" b="7620"/>
            <wp:docPr id="15" name="Рисунок 15" descr="ConstraintLay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onstraintLayout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970" cy="366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1896" w:rsidRPr="00821896" w:rsidRDefault="00821896" w:rsidP="00821896">
      <w:pPr>
        <w:shd w:val="clear" w:color="auto" w:fill="FFFFFF"/>
        <w:spacing w:before="360" w:after="360" w:line="720" w:lineRule="atLeast"/>
        <w:outlineLvl w:val="1"/>
        <w:rPr>
          <w:rFonts w:ascii="Roboto" w:eastAsia="Times New Roman" w:hAnsi="Roboto" w:cs="Times New Roman"/>
          <w:color w:val="8A6D3B"/>
          <w:sz w:val="68"/>
          <w:szCs w:val="68"/>
          <w:lang w:val="en-US" w:eastAsia="ru-RU"/>
        </w:rPr>
      </w:pPr>
      <w:r w:rsidRPr="00821896">
        <w:rPr>
          <w:rFonts w:ascii="Roboto" w:eastAsia="Times New Roman" w:hAnsi="Roboto" w:cs="Times New Roman"/>
          <w:color w:val="8A6D3B"/>
          <w:sz w:val="68"/>
          <w:szCs w:val="68"/>
          <w:lang w:eastAsia="ru-RU"/>
        </w:rPr>
        <w:t>Дополнительное</w:t>
      </w:r>
      <w:r w:rsidRPr="00821896">
        <w:rPr>
          <w:rFonts w:ascii="Roboto" w:eastAsia="Times New Roman" w:hAnsi="Roboto" w:cs="Times New Roman"/>
          <w:color w:val="8A6D3B"/>
          <w:sz w:val="68"/>
          <w:szCs w:val="68"/>
          <w:lang w:val="en-US" w:eastAsia="ru-RU"/>
        </w:rPr>
        <w:t xml:space="preserve"> </w:t>
      </w:r>
      <w:r w:rsidRPr="00821896">
        <w:rPr>
          <w:rFonts w:ascii="Roboto" w:eastAsia="Times New Roman" w:hAnsi="Roboto" w:cs="Times New Roman"/>
          <w:color w:val="8A6D3B"/>
          <w:sz w:val="68"/>
          <w:szCs w:val="68"/>
          <w:lang w:eastAsia="ru-RU"/>
        </w:rPr>
        <w:t>чтение</w:t>
      </w:r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</w:pPr>
      <w:hyperlink r:id="rId21" w:history="1">
        <w:r w:rsidRPr="00821896">
          <w:rPr>
            <w:rFonts w:ascii="Helvetica" w:eastAsia="Times New Roman" w:hAnsi="Helvetica" w:cs="Helvetica"/>
            <w:color w:val="40C4FF"/>
            <w:sz w:val="21"/>
            <w:szCs w:val="21"/>
            <w:lang w:val="en-US" w:eastAsia="ru-RU"/>
          </w:rPr>
          <w:t xml:space="preserve">Build a Responsive UI with </w:t>
        </w:r>
        <w:proofErr w:type="spellStart"/>
        <w:r w:rsidRPr="00821896">
          <w:rPr>
            <w:rFonts w:ascii="Helvetica" w:eastAsia="Times New Roman" w:hAnsi="Helvetica" w:cs="Helvetica"/>
            <w:color w:val="40C4FF"/>
            <w:sz w:val="21"/>
            <w:szCs w:val="21"/>
            <w:lang w:val="en-US" w:eastAsia="ru-RU"/>
          </w:rPr>
          <w:t>ConstraintLayout</w:t>
        </w:r>
        <w:proofErr w:type="spellEnd"/>
        <w:r w:rsidRPr="00821896">
          <w:rPr>
            <w:rFonts w:ascii="Helvetica" w:eastAsia="Times New Roman" w:hAnsi="Helvetica" w:cs="Helvetica"/>
            <w:color w:val="40C4FF"/>
            <w:sz w:val="21"/>
            <w:szCs w:val="21"/>
            <w:lang w:val="en-US" w:eastAsia="ru-RU"/>
          </w:rPr>
          <w:t xml:space="preserve"> | Android Developers</w:t>
        </w:r>
      </w:hyperlink>
    </w:p>
    <w:p w:rsidR="00821896" w:rsidRPr="00821896" w:rsidRDefault="00821896" w:rsidP="00821896">
      <w:pPr>
        <w:shd w:val="clear" w:color="auto" w:fill="FFFFFF"/>
        <w:spacing w:after="240" w:line="360" w:lineRule="atLeast"/>
        <w:rPr>
          <w:rFonts w:ascii="Helvetica" w:eastAsia="Times New Roman" w:hAnsi="Helvetica" w:cs="Helvetica"/>
          <w:color w:val="333333"/>
          <w:sz w:val="21"/>
          <w:szCs w:val="21"/>
          <w:lang w:val="en-US" w:eastAsia="ru-RU"/>
        </w:rPr>
      </w:pPr>
      <w:hyperlink r:id="rId22" w:history="1">
        <w:r w:rsidRPr="00821896">
          <w:rPr>
            <w:rFonts w:ascii="Helvetica" w:eastAsia="Times New Roman" w:hAnsi="Helvetica" w:cs="Helvetica"/>
            <w:color w:val="40C4FF"/>
            <w:sz w:val="21"/>
            <w:szCs w:val="21"/>
            <w:lang w:val="en-US" w:eastAsia="ru-RU"/>
          </w:rPr>
          <w:t xml:space="preserve">Watch </w:t>
        </w:r>
        <w:proofErr w:type="spellStart"/>
        <w:r w:rsidRPr="00821896">
          <w:rPr>
            <w:rFonts w:ascii="Helvetica" w:eastAsia="Times New Roman" w:hAnsi="Helvetica" w:cs="Helvetica"/>
            <w:color w:val="40C4FF"/>
            <w:sz w:val="21"/>
            <w:szCs w:val="21"/>
            <w:lang w:val="en-US" w:eastAsia="ru-RU"/>
          </w:rPr>
          <w:t>ConstraintLayout</w:t>
        </w:r>
        <w:proofErr w:type="spellEnd"/>
        <w:r w:rsidRPr="00821896">
          <w:rPr>
            <w:rFonts w:ascii="Helvetica" w:eastAsia="Times New Roman" w:hAnsi="Helvetica" w:cs="Helvetica"/>
            <w:color w:val="40C4FF"/>
            <w:sz w:val="21"/>
            <w:szCs w:val="21"/>
            <w:lang w:val="en-US" w:eastAsia="ru-RU"/>
          </w:rPr>
          <w:t>: It Can Do What Now?</w:t>
        </w:r>
      </w:hyperlink>
    </w:p>
    <w:p w:rsidR="0074467C" w:rsidRPr="00821896" w:rsidRDefault="0074467C">
      <w:pPr>
        <w:rPr>
          <w:lang w:val="en-US"/>
        </w:rPr>
      </w:pPr>
      <w:bookmarkStart w:id="4" w:name="_GoBack"/>
      <w:bookmarkEnd w:id="4"/>
    </w:p>
    <w:sectPr w:rsidR="0074467C" w:rsidRPr="008218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Roboto">
    <w:panose1 w:val="00000000000000000000"/>
    <w:charset w:val="CC"/>
    <w:family w:val="auto"/>
    <w:pitch w:val="variable"/>
    <w:sig w:usb0="E00002EF" w:usb1="5000205B" w:usb2="00000020" w:usb3="00000000" w:csb0="0000019F" w:csb1="00000000"/>
  </w:font>
  <w:font w:name="Helvetica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220E68"/>
    <w:multiLevelType w:val="multilevel"/>
    <w:tmpl w:val="ACFA6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40930C27"/>
    <w:multiLevelType w:val="multilevel"/>
    <w:tmpl w:val="AFAC00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658430B"/>
    <w:multiLevelType w:val="multilevel"/>
    <w:tmpl w:val="A0207A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1896"/>
    <w:rsid w:val="0074467C"/>
    <w:rsid w:val="008218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61AE5692-8E00-4BA2-9011-89DF59A206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2558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gif"/><Relationship Id="rId3" Type="http://schemas.openxmlformats.org/officeDocument/2006/relationships/settings" Target="settings.xml"/><Relationship Id="rId21" Type="http://schemas.openxmlformats.org/officeDocument/2006/relationships/hyperlink" Target="https://developer.android.com/training/constraint-layout/index.html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://blog.sqisland.com/2016/10/constraint-layout-icon-label-text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4.gif"/><Relationship Id="rId4" Type="http://schemas.openxmlformats.org/officeDocument/2006/relationships/webSettings" Target="webSettings.xml"/><Relationship Id="rId9" Type="http://schemas.openxmlformats.org/officeDocument/2006/relationships/image" Target="media/image5.gif"/><Relationship Id="rId14" Type="http://schemas.openxmlformats.org/officeDocument/2006/relationships/image" Target="media/image10.png"/><Relationship Id="rId22" Type="http://schemas.openxmlformats.org/officeDocument/2006/relationships/hyperlink" Target="https://realm.io/news/constraintlayout-it-can-do-what-now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8</Pages>
  <Words>1299</Words>
  <Characters>7407</Characters>
  <Application>Microsoft Office Word</Application>
  <DocSecurity>0</DocSecurity>
  <Lines>61</Lines>
  <Paragraphs>17</Paragraphs>
  <ScaleCrop>false</ScaleCrop>
  <Company/>
  <LinksUpToDate>false</LinksUpToDate>
  <CharactersWithSpaces>8689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</dc:creator>
  <cp:keywords/>
  <dc:description/>
  <cp:lastModifiedBy>Vladimir</cp:lastModifiedBy>
  <cp:revision>1</cp:revision>
  <dcterms:created xsi:type="dcterms:W3CDTF">2017-09-05T05:26:00Z</dcterms:created>
  <dcterms:modified xsi:type="dcterms:W3CDTF">2017-09-05T05:34:00Z</dcterms:modified>
</cp:coreProperties>
</file>